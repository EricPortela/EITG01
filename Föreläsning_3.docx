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Dator- &amp; telekommunikation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Föreläsning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Mobilnät och satellitnät</w:t>
      </w:r>
    </w:p>
    <w:p w:rsidR="00000000" w:rsidDel="00000000" w:rsidP="00000000" w:rsidRDefault="00000000" w:rsidRPr="00000000" w14:paraId="00000005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För att klara av bristen på kapacitet </w:t>
      </w:r>
    </w:p>
    <w:p w:rsidR="00000000" w:rsidDel="00000000" w:rsidP="00000000" w:rsidRDefault="00000000" w:rsidRPr="00000000" w14:paraId="00000006">
      <w:pPr>
        <w:numPr>
          <w:ilvl w:val="1"/>
          <w:numId w:val="9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⇒ Multiple access och kanalisering (uppdelning av kanaler (FDMA, TDMA eller CDMA), se F1)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rPr/>
      </w:pPr>
      <w:bookmarkStart w:colFirst="0" w:colLast="0" w:name="_a3ltgkh7epij" w:id="0"/>
      <w:bookmarkEnd w:id="0"/>
      <w:r w:rsidDel="00000000" w:rsidR="00000000" w:rsidRPr="00000000">
        <w:rPr>
          <w:rtl w:val="0"/>
        </w:rPr>
        <w:t xml:space="preserve">Mobilnät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Kommunikation mellan rörliga enheter / rörliga och fasta enheter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Baseras på indelning i celler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Radioskuggor, områden där celler inte täcker 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Finns även överlappning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Celler ritas grafiskt upp som hexagoner</w:t>
      </w:r>
    </w:p>
    <w:p w:rsidR="00000000" w:rsidDel="00000000" w:rsidP="00000000" w:rsidRDefault="00000000" w:rsidRPr="00000000" w14:paraId="0000000E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Finns begränsat antal frekvenser (180 st)</w:t>
      </w:r>
    </w:p>
    <w:p w:rsidR="00000000" w:rsidDel="00000000" w:rsidP="00000000" w:rsidRDefault="00000000" w:rsidRPr="00000000" w14:paraId="0000000F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Dessa återanvänds och multiplexeras</w:t>
      </w:r>
    </w:p>
    <w:p w:rsidR="00000000" w:rsidDel="00000000" w:rsidP="00000000" w:rsidRDefault="00000000" w:rsidRPr="00000000" w14:paraId="00000010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Detta är möjligt eftersom den mobila signalen dämpas väldigt fort 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mc:AlternateContent>
          <mc:Choice Requires="wpg">
            <w:drawing>
              <wp:inline distB="114300" distT="114300" distL="114300" distR="114300">
                <wp:extent cx="5891213" cy="1780855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2075" y="1379775"/>
                          <a:ext cx="5891213" cy="1780855"/>
                          <a:chOff x="62075" y="1379775"/>
                          <a:chExt cx="7495850" cy="2264450"/>
                        </a:xfrm>
                      </wpg:grpSpPr>
                      <pic:pic>
                        <pic:nvPicPr>
                          <pic:cNvPr descr="Screenshot 2022-09-08 at 09.12.31.png" id="2" name="Shape 2"/>
                          <pic:cNvPicPr preferRelativeResize="0"/>
                        </pic:nvPicPr>
                        <pic:blipFill>
                          <a:blip r:embed="rId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2088" y="1379811"/>
                            <a:ext cx="3810001" cy="2108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Screenshot 2022-09-08 at 09.12.38.png" id="3" name="Shape 3"/>
                          <pic:cNvPicPr preferRelativeResize="0"/>
                        </pic:nvPicPr>
                        <pic:blipFill>
                          <a:blip r:embed="rId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72088" y="1379798"/>
                            <a:ext cx="3685826" cy="2264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891213" cy="1780855"/>
                <wp:effectExtent b="0" l="0" r="0" t="0"/>
                <wp:docPr id="1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91213" cy="178085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GSM - Global System for Mobile communication</w:t>
      </w:r>
    </w:p>
    <w:p w:rsidR="00000000" w:rsidDel="00000000" w:rsidP="00000000" w:rsidRDefault="00000000" w:rsidRPr="00000000" w14:paraId="00000015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Använder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2st 25Mhz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band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duplexkommunikation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124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kanaler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</w:t>
      </w:r>
    </w:p>
    <w:p w:rsidR="00000000" w:rsidDel="00000000" w:rsidP="00000000" w:rsidRDefault="00000000" w:rsidRPr="00000000" w14:paraId="00000016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Varje kanal är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200kHz</w:t>
      </w:r>
    </w:p>
    <w:p w:rsidR="00000000" w:rsidDel="00000000" w:rsidP="00000000" w:rsidRDefault="00000000" w:rsidRPr="00000000" w14:paraId="00000017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Finns guard band mellan kanaler</w:t>
      </w:r>
    </w:p>
    <w:p w:rsidR="00000000" w:rsidDel="00000000" w:rsidP="00000000" w:rsidRDefault="00000000" w:rsidRPr="00000000" w14:paraId="00000018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Har ett visst frekvensband</w:t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reverse-band och 1 forward-band</w:t>
      </w:r>
    </w:p>
    <w:p w:rsidR="00000000" w:rsidDel="00000000" w:rsidP="00000000" w:rsidRDefault="00000000" w:rsidRPr="00000000" w14:paraId="0000001A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För att kunna prata i mun på varandra, till skillnad från walkie-talkies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3G</w:t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Snabbare och högre frekvenser än 2G</w:t>
      </w:r>
    </w:p>
    <w:p w:rsidR="00000000" w:rsidDel="00000000" w:rsidP="00000000" w:rsidRDefault="00000000" w:rsidRPr="00000000" w14:paraId="0000001D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Högre frekvens ⇒ Kortare räckvidd</w:t>
      </w:r>
    </w:p>
    <w:p w:rsidR="00000000" w:rsidDel="00000000" w:rsidP="00000000" w:rsidRDefault="00000000" w:rsidRPr="00000000" w14:paraId="0000001E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Fördel i städer för då kan vi lägga våra “celler” närmare varandra och återanvänding av frekvenser kan ske effektivare/snabbare</w:t>
      </w:r>
    </w:p>
    <w:p w:rsidR="00000000" w:rsidDel="00000000" w:rsidP="00000000" w:rsidRDefault="00000000" w:rsidRPr="00000000" w14:paraId="0000001F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Nackdelen med dessa är “ute på landet”</w:t>
      </w:r>
    </w:p>
    <w:p w:rsidR="00000000" w:rsidDel="00000000" w:rsidP="00000000" w:rsidRDefault="00000000" w:rsidRPr="00000000" w14:paraId="00000020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Finns flera standarder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UMTS - Universal Mobile Telecommunications System</w:t>
      </w:r>
    </w:p>
    <w:p w:rsidR="00000000" w:rsidDel="00000000" w:rsidP="00000000" w:rsidRDefault="00000000" w:rsidRPr="00000000" w14:paraId="00000023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Utveckling av GSM</w:t>
      </w:r>
    </w:p>
    <w:p w:rsidR="00000000" w:rsidDel="00000000" w:rsidP="00000000" w:rsidRDefault="00000000" w:rsidRPr="00000000" w14:paraId="00000024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Datan paketbaserad, talet analoga signaler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4G</w:t>
      </w:r>
    </w:p>
    <w:p w:rsidR="00000000" w:rsidDel="00000000" w:rsidP="00000000" w:rsidRDefault="00000000" w:rsidRPr="00000000" w14:paraId="00000026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Högre hastigheter</w:t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Helt paketbaserad (fullständigt digitaliserad)</w:t>
      </w:r>
    </w:p>
    <w:p w:rsidR="00000000" w:rsidDel="00000000" w:rsidP="00000000" w:rsidRDefault="00000000" w:rsidRPr="00000000" w14:paraId="00000028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Både data och tal</w:t>
      </w:r>
    </w:p>
    <w:p w:rsidR="00000000" w:rsidDel="00000000" w:rsidP="00000000" w:rsidRDefault="00000000" w:rsidRPr="00000000" w14:paraId="00000029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Rösten/tal omvandlas via PCM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5G</w:t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Ännu högre hastigheter</w:t>
      </w:r>
    </w:p>
    <w:p w:rsidR="00000000" w:rsidDel="00000000" w:rsidP="00000000" w:rsidRDefault="00000000" w:rsidRPr="00000000" w14:paraId="0000002C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Lägre fördröjningstider jämfört med i 4G</w:t>
      </w:r>
    </w:p>
    <w:p w:rsidR="00000000" w:rsidDel="00000000" w:rsidP="00000000" w:rsidRDefault="00000000" w:rsidRPr="00000000" w14:paraId="0000002D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Ska inte få ta lång tid från när vi skickar signalen tills den kommer fram</w:t>
      </w:r>
    </w:p>
    <w:p w:rsidR="00000000" w:rsidDel="00000000" w:rsidP="00000000" w:rsidRDefault="00000000" w:rsidRPr="00000000" w14:paraId="0000002E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Ska kunna hantera flera uppkopplingar samtidigt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rPr/>
      </w:pPr>
      <w:bookmarkStart w:colFirst="0" w:colLast="0" w:name="_15og9rlowf18" w:id="1"/>
      <w:bookmarkEnd w:id="1"/>
      <w:r w:rsidDel="00000000" w:rsidR="00000000" w:rsidRPr="00000000">
        <w:rPr>
          <w:rtl w:val="0"/>
        </w:rPr>
        <w:t xml:space="preserve">Satelitnät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Finns olika tekniker för hur satelliter skickas iväg (olika orientering)</w:t>
      </w:r>
    </w:p>
    <w:p w:rsidR="00000000" w:rsidDel="00000000" w:rsidP="00000000" w:rsidRDefault="00000000" w:rsidRPr="00000000" w14:paraId="00000032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Cirklar runt ekvatorn</w:t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Cirklar kring polerna</w:t>
      </w:r>
    </w:p>
    <w:p w:rsidR="00000000" w:rsidDel="00000000" w:rsidP="00000000" w:rsidRDefault="00000000" w:rsidRPr="00000000" w14:paraId="00000034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commentRangeStart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(Lutad cirkling)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748213" cy="155991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1559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Kepplers 3:e lag gäller för satelliter i bana</w:t>
      </w:r>
    </w:p>
    <w:p w:rsidR="00000000" w:rsidDel="00000000" w:rsidP="00000000" w:rsidRDefault="00000000" w:rsidRPr="00000000" w14:paraId="00000039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 = k*r^1.5</w:t>
      </w:r>
    </w:p>
    <w:p w:rsidR="00000000" w:rsidDel="00000000" w:rsidP="00000000" w:rsidRDefault="00000000" w:rsidRPr="00000000" w14:paraId="0000003A">
      <w:pPr>
        <w:numPr>
          <w:ilvl w:val="2"/>
          <w:numId w:val="2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⇒ Omloppstiden = konstant*r^1.5 </w:t>
      </w:r>
    </w:p>
    <w:p w:rsidR="00000000" w:rsidDel="00000000" w:rsidP="00000000" w:rsidRDefault="00000000" w:rsidRPr="00000000" w14:paraId="0000003B">
      <w:pPr>
        <w:numPr>
          <w:ilvl w:val="2"/>
          <w:numId w:val="2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Omloppstid [sekunder]</w:t>
      </w:r>
    </w:p>
    <w:p w:rsidR="00000000" w:rsidDel="00000000" w:rsidP="00000000" w:rsidRDefault="00000000" w:rsidRPr="00000000" w14:paraId="0000003C">
      <w:pPr>
        <w:numPr>
          <w:ilvl w:val="2"/>
          <w:numId w:val="2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 [km] - medelavstånd på cirkulerande enhet ()</w:t>
      </w:r>
    </w:p>
    <w:p w:rsidR="00000000" w:rsidDel="00000000" w:rsidP="00000000" w:rsidRDefault="00000000" w:rsidRPr="00000000" w14:paraId="0000003D">
      <w:pPr>
        <w:numPr>
          <w:ilvl w:val="2"/>
          <w:numId w:val="2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 - konstant 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huvukategorier av satelliter</w:t>
      </w:r>
    </w:p>
    <w:p w:rsidR="00000000" w:rsidDel="00000000" w:rsidP="00000000" w:rsidRDefault="00000000" w:rsidRPr="00000000" w14:paraId="0000003F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GEO - geosynchronous earth orbit (geostationärsa satelliter)</w:t>
      </w:r>
    </w:p>
    <w:p w:rsidR="00000000" w:rsidDel="00000000" w:rsidP="00000000" w:rsidRDefault="00000000" w:rsidRPr="00000000" w14:paraId="00000040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MEO - medium earth orbit</w:t>
      </w:r>
    </w:p>
    <w:p w:rsidR="00000000" w:rsidDel="00000000" w:rsidP="00000000" w:rsidRDefault="00000000" w:rsidRPr="00000000" w14:paraId="00000041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LEO - low earth orbit</w:t>
      </w:r>
    </w:p>
    <w:p w:rsidR="00000000" w:rsidDel="00000000" w:rsidP="00000000" w:rsidRDefault="00000000" w:rsidRPr="00000000" w14:paraId="00000042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Uppdelningen i de tre typerna beror på “Van-Allen-bältena”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976688" cy="2607828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2607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rPr/>
      </w:pPr>
      <w:bookmarkStart w:colFirst="0" w:colLast="0" w:name="_vbk911swv3n7" w:id="2"/>
      <w:bookmarkEnd w:id="2"/>
      <w:commentRangeStart w:id="1"/>
      <w:r w:rsidDel="00000000" w:rsidR="00000000" w:rsidRPr="00000000">
        <w:rPr>
          <w:rtl w:val="0"/>
        </w:rPr>
        <w:t xml:space="preserve">Mobilitet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rPr/>
      </w:pPr>
      <w:bookmarkStart w:colFirst="0" w:colLast="0" w:name="_8xe3jfk8inrr" w:id="3"/>
      <w:bookmarkEnd w:id="3"/>
      <w:r w:rsidDel="00000000" w:rsidR="00000000" w:rsidRPr="00000000">
        <w:rPr>
          <w:b w:val="1"/>
          <w:rtl w:val="0"/>
        </w:rPr>
        <w:t xml:space="preserve">Mobilitet: Vad är mobilitet </w:t>
      </w:r>
      <w:r w:rsidDel="00000000" w:rsidR="00000000" w:rsidRPr="00000000">
        <w:rPr>
          <w:rtl w:val="0"/>
        </w:rPr>
        <w:t xml:space="preserve">(Spektrum, sett från nätverkets perspektiv)</w:t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Ingen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mobilitet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- mobil trådlös uppkoppling, genom en och och samma accesspunkt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Mitten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- Användare förflyttar sig mellan flera accesspunkter, men stänger av förbindelse mellan varje förflyttning (ex. en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laptop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Hög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mobilitet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- Mobil användare som passerar genom flera accesspunkter, samtidigt som uppkoppling upprätthålls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205288" cy="2312103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2312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rPr/>
      </w:pPr>
      <w:bookmarkStart w:colFirst="0" w:colLast="0" w:name="_7msf1rl6jyw0" w:id="4"/>
      <w:bookmarkEnd w:id="4"/>
      <w:r w:rsidDel="00000000" w:rsidR="00000000" w:rsidRPr="00000000">
        <w:rPr>
          <w:rtl w:val="0"/>
        </w:rPr>
        <w:t xml:space="preserve">Mobility: Vocabulary</w:t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80"/>
        <w:gridCol w:w="7080"/>
        <w:tblGridChange w:id="0">
          <w:tblGrid>
            <w:gridCol w:w="2280"/>
            <w:gridCol w:w="70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(1) Home network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Permanent home of mobile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Permanent address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Address in home network, can be used to reach mobile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Home agent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Unit that will perform mobility functions on behalf of mobile, when the mobile is remote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(2) Visited (foreign) network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- Network in which mobile currently resides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Permanent address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Remains constant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Care-of-address (c/o)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Address in visited network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Foreign agent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Unit in visited network that operforms mobility functions on behalf of the mobile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Correspondent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Unit that wants to communicate with the mobile</w:t>
            </w:r>
          </w:p>
        </w:tc>
      </w:tr>
    </w:tbl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mc:AlternateContent>
          <mc:Choice Requires="wpg">
            <w:drawing>
              <wp:inline distB="114300" distT="114300" distL="114300" distR="114300">
                <wp:extent cx="5943600" cy="2113613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2400" y="985500"/>
                          <a:ext cx="5943600" cy="2113613"/>
                          <a:chOff x="32400" y="985500"/>
                          <a:chExt cx="7555200" cy="2690950"/>
                        </a:xfrm>
                      </wpg:grpSpPr>
                      <pic:pic>
                        <pic:nvPicPr>
                          <pic:cNvPr descr="Screenshot 2022-09-08 at 21.50.47.png" id="4" name="Shape 4"/>
                          <pic:cNvPicPr preferRelativeResize="0"/>
                        </pic:nvPicPr>
                        <pic:blipFill>
                          <a:blip r:embed="rId1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62112" y="1490025"/>
                            <a:ext cx="3615951" cy="2176876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  <pic:pic>
                        <pic:nvPicPr>
                          <pic:cNvPr descr="Screenshot 2022-09-08 at 21.50.35.png" id="5" name="Shape 5"/>
                          <pic:cNvPicPr preferRelativeResize="0"/>
                        </pic:nvPicPr>
                        <pic:blipFill>
                          <a:blip r:embed="rId1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938" y="1490023"/>
                            <a:ext cx="3836299" cy="2176875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  <wps:wsp>
                        <wps:cNvSpPr/>
                        <wps:cNvPr id="6" name="Shape 6"/>
                        <wps:spPr>
                          <a:xfrm>
                            <a:off x="1744388" y="999800"/>
                            <a:ext cx="431400" cy="431400"/>
                          </a:xfrm>
                          <a:prstGeom prst="ellipse">
                            <a:avLst/>
                          </a:prstGeom>
                          <a:noFill/>
                          <a:ln cap="flat" cmpd="sng" w="2857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" name="Shape 7"/>
                        <wps:spPr>
                          <a:xfrm>
                            <a:off x="5554375" y="999800"/>
                            <a:ext cx="431400" cy="431400"/>
                          </a:xfrm>
                          <a:prstGeom prst="ellipse">
                            <a:avLst/>
                          </a:prstGeom>
                          <a:noFill/>
                          <a:ln cap="flat" cmpd="sng" w="2857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2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2113613"/>
                <wp:effectExtent b="0" l="0" r="0" t="0"/>
                <wp:docPr id="2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11361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3"/>
        <w:rPr/>
      </w:pPr>
      <w:bookmarkStart w:colFirst="0" w:colLast="0" w:name="_aij2vkvy3865" w:id="5"/>
      <w:bookmarkEnd w:id="5"/>
      <w:r w:rsidDel="00000000" w:rsidR="00000000" w:rsidRPr="00000000">
        <w:rPr>
          <w:rtl w:val="0"/>
        </w:rPr>
        <w:t xml:space="preserve">Mobility: Approaches</w:t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commentRangeStart w:id="2"/>
      <w:commentRangeStart w:id="3"/>
      <w:r w:rsidDel="00000000" w:rsidR="00000000" w:rsidRPr="00000000">
        <w:rPr>
          <w:rFonts w:ascii="Times New Roman" w:cs="Times New Roman" w:eastAsia="Times New Roman" w:hAnsi="Times New Roman"/>
          <w:color w:val="ff0000"/>
          <w:rtl w:val="0"/>
        </w:rPr>
        <w:t xml:space="preserve">Let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u w:val="single"/>
          <w:rtl w:val="0"/>
        </w:rPr>
        <w:t xml:space="preserve">routing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rtl w:val="0"/>
        </w:rPr>
        <w:t xml:space="preserve"> handle it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Router advertise the permanent address via usual routing table exchange</w:t>
      </w:r>
      <w:commentRangeEnd w:id="2"/>
      <w:r w:rsidDel="00000000" w:rsidR="00000000" w:rsidRPr="00000000">
        <w:commentReference w:id="2"/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1"/>
          <w:numId w:val="5"/>
        </w:numPr>
        <w:ind w:left="144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NOT SCALABLE!!!!!</w:t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rtl w:val="0"/>
        </w:rPr>
        <w:t xml:space="preserve">Let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u w:val="single"/>
          <w:rtl w:val="0"/>
        </w:rPr>
        <w:t xml:space="preserve"> end-systems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rtl w:val="0"/>
        </w:rPr>
        <w:t xml:space="preserve"> handle it</w:t>
      </w:r>
    </w:p>
    <w:p w:rsidR="00000000" w:rsidDel="00000000" w:rsidP="00000000" w:rsidRDefault="00000000" w:rsidRPr="00000000" w14:paraId="00000067">
      <w:pPr>
        <w:numPr>
          <w:ilvl w:val="1"/>
          <w:numId w:val="5"/>
        </w:numPr>
        <w:ind w:left="144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u w:val="single"/>
          <w:rtl w:val="0"/>
        </w:rPr>
        <w:t xml:space="preserve">Indirect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rtl w:val="0"/>
        </w:rPr>
        <w:t xml:space="preserve"> routing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communication from correspondent to mobile goes through home agent then forwarded to remote</w:t>
      </w:r>
    </w:p>
    <w:p w:rsidR="00000000" w:rsidDel="00000000" w:rsidP="00000000" w:rsidRDefault="00000000" w:rsidRPr="00000000" w14:paraId="00000068">
      <w:pPr>
        <w:numPr>
          <w:ilvl w:val="1"/>
          <w:numId w:val="5"/>
        </w:numPr>
        <w:ind w:left="144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u w:val="single"/>
          <w:rtl w:val="0"/>
        </w:rPr>
        <w:t xml:space="preserve">Direct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rtl w:val="0"/>
        </w:rPr>
        <w:t xml:space="preserve"> routing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correspondent gets foreign address of mobile, sends directly to mobile</w:t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OBS! Both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indirect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direct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routing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supposes that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correspondent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wants to send datagrams to 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mobile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node</w:t>
      </w:r>
      <w:r w:rsidDel="00000000" w:rsidR="00000000" w:rsidRPr="00000000">
        <w:rPr>
          <w:rFonts w:ascii="Cardo" w:cs="Cardo" w:eastAsia="Cardo" w:hAnsi="Cardo"/>
          <w:rtl w:val="0"/>
        </w:rPr>
        <w:t xml:space="preserve"> (correspondent → mobile node).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3"/>
        <w:rPr/>
      </w:pPr>
      <w:bookmarkStart w:colFirst="0" w:colLast="0" w:name="_7nwu94vblk1m" w:id="6"/>
      <w:bookmarkEnd w:id="6"/>
      <w:r w:rsidDel="00000000" w:rsidR="00000000" w:rsidRPr="00000000">
        <w:rPr>
          <w:rtl w:val="0"/>
        </w:rPr>
        <w:t xml:space="preserve">Mobility: Registration (with home network)</w:t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40"/>
        <w:gridCol w:w="8820"/>
        <w:tblGridChange w:id="0">
          <w:tblGrid>
            <w:gridCol w:w="540"/>
            <w:gridCol w:w="88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Mobil kontaktar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foreign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agent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och frågar om IP-adress, när den går in i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visited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network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2.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Foreign agent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kontaktar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home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network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(genom WAN)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4308538" cy="2707392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538" cy="27073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2">
      <w:pPr>
        <w:pStyle w:val="Heading3"/>
        <w:rPr/>
      </w:pPr>
      <w:bookmarkStart w:colFirst="0" w:colLast="0" w:name="_77po48ojwy1t" w:id="7"/>
      <w:bookmarkEnd w:id="7"/>
      <w:r w:rsidDel="00000000" w:rsidR="00000000" w:rsidRPr="00000000">
        <w:rPr>
          <w:rtl w:val="0"/>
        </w:rPr>
        <w:t xml:space="preserve">(1) Mobility: Mobility via </w:t>
      </w:r>
      <w:r w:rsidDel="00000000" w:rsidR="00000000" w:rsidRPr="00000000">
        <w:rPr>
          <w:rtl w:val="0"/>
        </w:rPr>
        <w:t xml:space="preserve">indirect</w:t>
      </w:r>
      <w:r w:rsidDel="00000000" w:rsidR="00000000" w:rsidRPr="00000000">
        <w:rPr>
          <w:rtl w:val="0"/>
        </w:rPr>
        <w:t xml:space="preserve"> routing 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5"/>
        <w:gridCol w:w="8925"/>
        <w:tblGridChange w:id="0">
          <w:tblGrid>
            <w:gridCol w:w="435"/>
            <w:gridCol w:w="892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4ec9b0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(1) Indirect Routing = Triangle routing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4ec9b0" w:space="0" w:sz="8" w:val="single"/>
              <w:bottom w:color="4ec9b0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numPr>
                <w:ilvl w:val="0"/>
                <w:numId w:val="5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Triangelkommunikation</w:t>
            </w: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”: correspondent → home network → mobile</w:t>
            </w:r>
          </w:p>
          <w:p w:rsidR="00000000" w:rsidDel="00000000" w:rsidP="00000000" w:rsidRDefault="00000000" w:rsidRPr="00000000" w14:paraId="00000077">
            <w:pPr>
              <w:numPr>
                <w:ilvl w:val="0"/>
                <w:numId w:val="5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del w:author="Eric Portela" w:id="0" w:date="2022-10-18T09:07:21Z">
              <w:commentRangeStart w:id="4"/>
              <w:r w:rsidDel="00000000" w:rsidR="00000000" w:rsidRPr="00000000">
                <w:rPr>
                  <w:rFonts w:ascii="Times New Roman" w:cs="Times New Roman" w:eastAsia="Times New Roman" w:hAnsi="Times New Roman"/>
                  <w:rtl w:val="0"/>
                </w:rPr>
                <w:delText xml:space="preserve">Tänk exempelvis att har man Telenor så har man sin egentliga “home network” i norra delen av Sverige</w:delText>
              </w:r>
            </w:del>
            <w:commentRangeEnd w:id="4"/>
            <w:r w:rsidDel="00000000" w:rsidR="00000000" w:rsidRPr="00000000">
              <w:commentReference w:id="4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numPr>
                <w:ilvl w:val="0"/>
                <w:numId w:val="5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Ineffektivt när correspondent och mobil är i samma nätverk</w:t>
            </w:r>
          </w:p>
          <w:p w:rsidR="00000000" w:rsidDel="00000000" w:rsidP="00000000" w:rsidRDefault="00000000" w:rsidRPr="00000000" w14:paraId="00000079">
            <w:pPr>
              <w:numPr>
                <w:ilvl w:val="0"/>
                <w:numId w:val="5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Mobil använder 2 addresser</w:t>
            </w:r>
          </w:p>
          <w:p w:rsidR="00000000" w:rsidDel="00000000" w:rsidP="00000000" w:rsidRDefault="00000000" w:rsidRPr="00000000" w14:paraId="0000007A">
            <w:pPr>
              <w:numPr>
                <w:ilvl w:val="1"/>
                <w:numId w:val="5"/>
              </w:numPr>
              <w:ind w:left="14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Permanent </w:t>
            </w:r>
          </w:p>
          <w:p w:rsidR="00000000" w:rsidDel="00000000" w:rsidP="00000000" w:rsidRDefault="00000000" w:rsidRPr="00000000" w14:paraId="0000007B">
            <w:pPr>
              <w:numPr>
                <w:ilvl w:val="1"/>
                <w:numId w:val="5"/>
              </w:numPr>
              <w:ind w:left="14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Care-of-address</w:t>
            </w:r>
          </w:p>
          <w:p w:rsidR="00000000" w:rsidDel="00000000" w:rsidP="00000000" w:rsidRDefault="00000000" w:rsidRPr="00000000" w14:paraId="0000007C">
            <w:pPr>
              <w:numPr>
                <w:ilvl w:val="0"/>
                <w:numId w:val="5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“Foreign agent”-funktioner kan göras av mobilen själv</w:t>
            </w:r>
          </w:p>
          <w:p w:rsidR="00000000" w:rsidDel="00000000" w:rsidP="00000000" w:rsidRDefault="00000000" w:rsidRPr="00000000" w14:paraId="0000007D">
            <w:pPr>
              <w:numPr>
                <w:ilvl w:val="0"/>
                <w:numId w:val="5"/>
              </w:numPr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Goal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Correspondent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addresses packets to mobile node’s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permanent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address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4ec9b0" w:space="0" w:sz="8" w:val="single"/>
              <w:left w:color="4ec9b0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1.</w:t>
            </w:r>
          </w:p>
        </w:tc>
        <w:tc>
          <w:tcPr>
            <w:tcBorders>
              <w:top w:color="4ec9b0" w:space="0" w:sz="8" w:val="single"/>
              <w:left w:color="ffffff" w:space="0" w:sz="8" w:val="single"/>
              <w:bottom w:color="ffffff" w:space="0" w:sz="8" w:val="single"/>
              <w:right w:color="4ec9b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Correspondent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routes datagrams to the mobile node’s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home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network.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4ec9b0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2.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4ec9b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Home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agent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intercepts packets and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forwards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these to the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foreign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agent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(through the WAN).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4ec9b0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3.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4ec9b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Foreign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agent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receives packets and finally forwards these to the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mobile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itself. This is executed in 2 steps</w:t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Datagram is forwarded to the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foreign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agent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using the mobile node’s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care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of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address…</w:t>
            </w:r>
          </w:p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then foreign agent forwards the packets to the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mobile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node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4ec9b0" w:space="0" w:sz="8" w:val="single"/>
              <w:bottom w:color="4ec9b0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4198468" cy="2338388"/>
                  <wp:effectExtent b="0" l="0" r="0" t="0"/>
                  <wp:docPr id="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468" cy="23383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0"/>
        <w:gridCol w:w="8880"/>
        <w:tblGridChange w:id="0">
          <w:tblGrid>
            <w:gridCol w:w="480"/>
            <w:gridCol w:w="8880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Accommodating mobility with Indirect Routing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Suppose mobile user moves to another network</w:t>
            </w:r>
          </w:p>
          <w:p w:rsidR="00000000" w:rsidDel="00000000" w:rsidP="00000000" w:rsidRDefault="00000000" w:rsidRPr="00000000" w14:paraId="0000008E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Mobile will register with new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foreign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agent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8F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New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foreign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agent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registers with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home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agent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9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Home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agent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update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care-of-address (c/o)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for mobile  </w:t>
            </w:r>
          </w:p>
          <w:p w:rsidR="00000000" w:rsidDel="00000000" w:rsidP="00000000" w:rsidRDefault="00000000" w:rsidRPr="00000000" w14:paraId="00000091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⇒ packets continue to be forwarded to mobile (but with new care-of-address)</w:t>
            </w:r>
          </w:p>
        </w:tc>
      </w:tr>
    </w:tbl>
    <w:p w:rsidR="00000000" w:rsidDel="00000000" w:rsidP="00000000" w:rsidRDefault="00000000" w:rsidRPr="00000000" w14:paraId="00000093">
      <w:pPr>
        <w:pStyle w:val="Heading3"/>
        <w:rPr/>
      </w:pPr>
      <w:bookmarkStart w:colFirst="0" w:colLast="0" w:name="_89znjrch1w3j" w:id="8"/>
      <w:bookmarkEnd w:id="8"/>
      <w:r w:rsidDel="00000000" w:rsidR="00000000" w:rsidRPr="00000000">
        <w:rPr>
          <w:rtl w:val="0"/>
        </w:rPr>
        <w:t xml:space="preserve">(2) Mobility: Mobility via direct routing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0"/>
        <w:gridCol w:w="8880"/>
        <w:tblGridChange w:id="0">
          <w:tblGrid>
            <w:gridCol w:w="480"/>
            <w:gridCol w:w="88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(2) Direct Routing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Overcome “triangle routing problem”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Correspondent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requests/queries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home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agent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2.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Home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agent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replies, thus letting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correspondent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receive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foreign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address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of mobile (c/o)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3.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Correspondent forwards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datagrams to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foreign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agent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through WAN.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4.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Foreign agent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forwards datagram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mobile. Mobile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later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replies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the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correspondent,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meaning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has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got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direct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connection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with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the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correspondent.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commentRangeStart w:id="5"/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4352925" cy="2447903"/>
                  <wp:effectExtent b="0" l="0" r="0" t="0"/>
                  <wp:docPr id="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24479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commentRangeEnd w:id="5"/>
            <w:r w:rsidDel="00000000" w:rsidR="00000000" w:rsidRPr="00000000">
              <w:commentReference w:id="5"/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0"/>
        <w:gridCol w:w="8880"/>
        <w:tblGridChange w:id="0">
          <w:tblGrid>
            <w:gridCol w:w="480"/>
            <w:gridCol w:w="88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Accommodating mobility with Direct Routing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Anchor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FA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(foreign agent) in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first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network</w:t>
            </w:r>
          </w:p>
          <w:p w:rsidR="00000000" w:rsidDel="00000000" w:rsidP="00000000" w:rsidRDefault="00000000" w:rsidRPr="00000000" w14:paraId="000000A7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Data will always be routed to the anchored FA</w:t>
            </w:r>
          </w:p>
          <w:p w:rsidR="00000000" w:rsidDel="00000000" w:rsidP="00000000" w:rsidRDefault="00000000" w:rsidRPr="00000000" w14:paraId="000000A8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When mobile moves: new FA arranges to have data forwarded from old FA (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chaining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)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Style w:val="Heading3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bookmarkStart w:colFirst="0" w:colLast="0" w:name="_50j7r5xj7p41" w:id="9"/>
            <w:bookmarkEnd w:id="9"/>
            <w:r w:rsidDel="00000000" w:rsidR="00000000" w:rsidRPr="00000000">
              <w:rPr/>
              <w:drawing>
                <wp:inline distB="114300" distT="114300" distL="114300" distR="114300">
                  <wp:extent cx="3024188" cy="1558194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4188" cy="15581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C">
      <w:pPr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1"/>
        <w:rPr/>
      </w:pPr>
      <w:bookmarkStart w:colFirst="0" w:colLast="0" w:name="_4tdedhllafky" w:id="10"/>
      <w:bookmarkEnd w:id="10"/>
      <w:r w:rsidDel="00000000" w:rsidR="00000000" w:rsidRPr="00000000">
        <w:rPr>
          <w:rtl w:val="0"/>
        </w:rPr>
        <w:t xml:space="preserve">Mobile IP</w:t>
      </w:r>
    </w:p>
    <w:p w:rsidR="00000000" w:rsidDel="00000000" w:rsidP="00000000" w:rsidRDefault="00000000" w:rsidRPr="00000000" w14:paraId="000000AE">
      <w:pPr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3"/>
        <w:rPr/>
      </w:pPr>
      <w:bookmarkStart w:colFirst="0" w:colLast="0" w:name="_oq4mwofvmukr" w:id="11"/>
      <w:bookmarkEnd w:id="11"/>
      <w:r w:rsidDel="00000000" w:rsidR="00000000" w:rsidRPr="00000000">
        <w:rPr>
          <w:b w:val="1"/>
          <w:rtl w:val="0"/>
        </w:rPr>
        <w:t xml:space="preserve">Mobile IP Standard</w:t>
      </w:r>
      <w:r w:rsidDel="00000000" w:rsidR="00000000" w:rsidRPr="00000000">
        <w:rPr>
          <w:rtl w:val="0"/>
        </w:rPr>
        <w:t xml:space="preserve"> (3 main components)</w:t>
      </w:r>
    </w:p>
    <w:tbl>
      <w:tblPr>
        <w:tblStyle w:val="Table7"/>
        <w:tblW w:w="92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0"/>
        <w:gridCol w:w="1905"/>
        <w:gridCol w:w="6900"/>
        <w:tblGridChange w:id="0">
          <w:tblGrid>
            <w:gridCol w:w="450"/>
            <w:gridCol w:w="1905"/>
            <w:gridCol w:w="690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rtl w:val="0"/>
              </w:rPr>
              <w:t xml:space="preserve">#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ind w:left="0" w:firstLine="0"/>
              <w:rPr>
                <w:rFonts w:ascii="Times New Roman" w:cs="Times New Roman" w:eastAsia="Times New Roman" w:hAnsi="Times New Roman"/>
                <w:i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rtl w:val="0"/>
              </w:rPr>
              <w:t xml:space="preserve">Component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rPr>
                <w:rFonts w:ascii="Times New Roman" w:cs="Times New Roman" w:eastAsia="Times New Roman" w:hAnsi="Times New Roman"/>
                <w:i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Agent discovery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Mobile IP defines protocols used by 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home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agent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or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foreign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agent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to advertise its services to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mobile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nodes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and vice versa.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2.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ind w:left="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Registration with the home agent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Mobile IP defines the protocols used by the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mobile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node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and/or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foreign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agent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to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register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and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deregister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c/o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using a mobile node’s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home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agent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4ec9b0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3.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4ec9b0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ind w:left="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Indirect routing of datagrams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4ec9b0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Mobile IP also defines the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manner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in which datagrams are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forwarded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to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mobile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nodes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by 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home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agent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BC">
      <w:pPr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3"/>
        <w:rPr/>
      </w:pPr>
      <w:bookmarkStart w:colFirst="0" w:colLast="0" w:name="_1zzb66slf40y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3"/>
        <w:rPr/>
      </w:pPr>
      <w:bookmarkStart w:colFirst="0" w:colLast="0" w:name="_cegwy7d5zota" w:id="13"/>
      <w:bookmarkEnd w:id="13"/>
      <w:r w:rsidDel="00000000" w:rsidR="00000000" w:rsidRPr="00000000">
        <w:rPr>
          <w:rtl w:val="0"/>
        </w:rPr>
        <w:t xml:space="preserve">Handling mobility in cellular networks</w:t>
      </w:r>
    </w:p>
    <w:tbl>
      <w:tblPr>
        <w:tblStyle w:val="Table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05"/>
        <w:gridCol w:w="1785"/>
        <w:gridCol w:w="7170"/>
        <w:tblGridChange w:id="0">
          <w:tblGrid>
            <w:gridCol w:w="405"/>
            <w:gridCol w:w="1785"/>
            <w:gridCol w:w="7170"/>
          </w:tblGrid>
        </w:tblGridChange>
      </w:tblGrid>
      <w:tr>
        <w:trPr>
          <w:cantSplit w:val="0"/>
          <w:trHeight w:val="420" w:hRule="atLeast"/>
          <w:tblHeader w:val="1"/>
        </w:trPr>
        <w:tc>
          <w:tcPr>
            <w:gridSpan w:val="3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Responsibilities of home and visiting network (Mobile IP)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Home network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The cellular provider with which the mobile user has a subscription (ex. Telenor, comviq, etc.)</w:t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Contains:</w:t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HLR (Home Location Register)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- databas som innehåller permanent mobilnummer, personlig data, subscribe:rns nuvarande position etc.</w:t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MSC (Mobile Switching Center)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- A switch that is contacted by the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correspondent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when a call is placed to a mobile user.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ffffff" w:space="0" w:sz="8" w:val="single"/>
              <w:left w:color="ffffff" w:space="0" w:sz="8" w:val="single"/>
              <w:bottom w:color="4ec9b0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2.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4ec9b0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Visited network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4ec9b0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Contains: </w:t>
            </w:r>
          </w:p>
          <w:p w:rsidR="00000000" w:rsidDel="00000000" w:rsidP="00000000" w:rsidRDefault="00000000" w:rsidRPr="00000000" w14:paraId="000000CC">
            <w:pPr>
              <w:numPr>
                <w:ilvl w:val="0"/>
                <w:numId w:val="4"/>
              </w:numPr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VLR (Visited location register)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- databas med en ingång för varje användare i nätet just nu. </w:t>
            </w:r>
          </w:p>
          <w:p w:rsidR="00000000" w:rsidDel="00000000" w:rsidP="00000000" w:rsidRDefault="00000000" w:rsidRPr="00000000" w14:paraId="000000CD">
            <w:pPr>
              <w:numPr>
                <w:ilvl w:val="0"/>
                <w:numId w:val="4"/>
              </w:numPr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VLR is usually co-located with 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MSC (Mobile Switching Center)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1"/>
        </w:trPr>
        <w:tc>
          <w:tcPr>
            <w:gridSpan w:val="3"/>
            <w:tcBorders>
              <w:top w:color="4ec9b0" w:space="0" w:sz="8" w:val="single"/>
              <w:left w:color="ffffff" w:space="0" w:sz="8" w:val="single"/>
              <w:bottom w:color="4ec9b0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 practice, a provider’s cellular network will act as 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home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network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for the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subscriber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and as 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visited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network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for 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mobile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user whose subscription is with 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different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provider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</w:t>
            </w:r>
          </w:p>
        </w:tc>
      </w:tr>
      <w:tr>
        <w:trPr>
          <w:cantSplit w:val="0"/>
          <w:trHeight w:val="420" w:hRule="atLeast"/>
          <w:tblHeader w:val="1"/>
        </w:trPr>
        <w:tc>
          <w:tcPr>
            <w:gridSpan w:val="3"/>
            <w:tcBorders>
              <w:top w:color="4ec9b0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4">
      <w:pPr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Indirect routing to mobile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226285" cy="2603911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6285" cy="2603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6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commentRangeStart w:id="6"/>
      <w:commentRangeStart w:id="7"/>
      <w:commentRangeStart w:id="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sista slides i F3</w:t>
      </w:r>
      <w:commentRangeEnd w:id="6"/>
      <w:r w:rsidDel="00000000" w:rsidR="00000000" w:rsidRPr="00000000">
        <w:commentReference w:id="6"/>
      </w:r>
      <w:commentRangeEnd w:id="7"/>
      <w:r w:rsidDel="00000000" w:rsidR="00000000" w:rsidRPr="00000000">
        <w:commentReference w:id="7"/>
      </w:r>
      <w:commentRangeEnd w:id="8"/>
      <w:r w:rsidDel="00000000" w:rsidR="00000000" w:rsidRPr="00000000">
        <w:commentReference w:id="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Handoff with common MSC (Mobile Switching Center)</w:t>
      </w:r>
    </w:p>
    <w:p w:rsidR="00000000" w:rsidDel="00000000" w:rsidP="00000000" w:rsidRDefault="00000000" w:rsidRPr="00000000" w14:paraId="000000DC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8145"/>
        <w:tblGridChange w:id="0">
          <w:tblGrid>
            <w:gridCol w:w="1215"/>
            <w:gridCol w:w="814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ind w:left="720" w:hanging="36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Fundamentals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numPr>
                <w:ilvl w:val="0"/>
                <w:numId w:val="7"/>
              </w:numPr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Handoff is initiated by old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BSS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Goal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ind w:left="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Route call via new base station (without interruption)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4ec9b0" w:space="0" w:sz="8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Reasons</w:t>
            </w:r>
          </w:p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(examples)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4ec9b0" w:space="0" w:sz="8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numPr>
                <w:ilvl w:val="0"/>
                <w:numId w:val="12"/>
              </w:numPr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Stronger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signal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to another </w:t>
            </w:r>
            <w:commentRangeStart w:id="9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BSS</w:t>
            </w:r>
            <w:commentRangeEnd w:id="9"/>
            <w:r w:rsidDel="00000000" w:rsidR="00000000" w:rsidRPr="00000000">
              <w:commentReference w:id="9"/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(Basic service set)</w:t>
            </w:r>
          </w:p>
          <w:p w:rsidR="00000000" w:rsidDel="00000000" w:rsidP="00000000" w:rsidRDefault="00000000" w:rsidRPr="00000000" w14:paraId="000000E6">
            <w:pPr>
              <w:numPr>
                <w:ilvl w:val="0"/>
                <w:numId w:val="12"/>
              </w:numPr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Load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balance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Free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up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channel in current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BSS</w:t>
            </w:r>
          </w:p>
        </w:tc>
      </w:tr>
    </w:tbl>
    <w:p w:rsidR="00000000" w:rsidDel="00000000" w:rsidP="00000000" w:rsidRDefault="00000000" w:rsidRPr="00000000" w14:paraId="000000E7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00"/>
        <w:gridCol w:w="8760"/>
        <w:tblGridChange w:id="0">
          <w:tblGrid>
            <w:gridCol w:w="600"/>
            <w:gridCol w:w="876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How handoff works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old BSS informs MSC of impending handoff, provides list of 1+ new BSSs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2.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MSC sets up path (allocates resources) to new BSS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3.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new BSS allocates radio channel for use by mobile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4.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new BSS signals MSC, old BSS: ready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5.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old BSS tells mobile: perform handoff to new BSS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6.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mobile, new BSS signal to activate new channel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7.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mobile signals via new BSS to MSC: handoff complete. MSC reroutes call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8.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MSC-old-BSS resources released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</w:rPr>
              <w:drawing>
                <wp:inline distB="114300" distT="114300" distL="114300" distR="114300">
                  <wp:extent cx="3319463" cy="2800796"/>
                  <wp:effectExtent b="0" l="0" r="0" t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9463" cy="28007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sectPr>
      <w:headerReference r:id="rId22" w:type="default"/>
      <w:headerReference r:id="rId23" w:type="first"/>
      <w:footerReference r:id="rId24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Eric Portela" w:id="1" w:date="2022-09-08T07:36:32Z"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Heldragna linjer - data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Streckade - signalering, intern kommunikation i nätet</w:t>
      </w:r>
    </w:p>
  </w:comment>
  <w:comment w:author="Eric Portela" w:id="9" w:date="2022-10-17T09:28:05Z"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 föreläsning 2</w:t>
      </w:r>
    </w:p>
  </w:comment>
  <w:comment w:author="Eric Portela" w:id="4" w:date="2022-10-18T09:07:37Z"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Detta är "Mobile IP"</w:t>
      </w:r>
    </w:p>
  </w:comment>
  <w:comment w:author="Eric Portela" w:id="0" w:date="2022-10-16T11:05:16Z"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Inte så vanligt förekommande</w:t>
      </w:r>
    </w:p>
  </w:comment>
  <w:comment w:author="Eric Portela" w:id="5" w:date="2022-10-16T15:57:33Z"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Heldragna linjer - data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Streckade - signalering, intern kommunikation i nätet</w:t>
      </w:r>
    </w:p>
  </w:comment>
  <w:comment w:author="Eric Portela" w:id="2" w:date="2022-09-08T20:09:12Z"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NOT SCALABLE TO MILLIONS OF MOBILES!!!!</w:t>
      </w:r>
    </w:p>
  </w:comment>
  <w:comment w:author="Eric Portela" w:id="3" w:date="2022-09-08T20:37:45Z"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WE WON'T FOCUS ON THIS!!!</w:t>
      </w:r>
    </w:p>
  </w:comment>
  <w:comment w:author="Eric Portela" w:id="6" w:date="2022-10-17T09:29:52Z"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!!! LÄGG TILL!!!</w:t>
      </w:r>
    </w:p>
  </w:comment>
  <w:comment w:author="Eric Portela" w:id="7" w:date="2022-10-17T09:36:36Z"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Lägg till handoff between MSC</w:t>
      </w:r>
    </w:p>
  </w:comment>
  <w:comment w:author="Eric Portela" w:id="8" w:date="2022-10-17T09:40:04Z"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näst 2 sista slides!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4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D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E">
    <w:pPr>
      <w:jc w:val="center"/>
      <w:rPr>
        <w:rFonts w:ascii="Times New Roman" w:cs="Times New Roman" w:eastAsia="Times New Roman" w:hAnsi="Times New Roman"/>
      </w:rPr>
    </w:pPr>
    <w:r w:rsidDel="00000000" w:rsidR="00000000" w:rsidRPr="00000000">
      <w:rPr>
        <w:rtl w:val="0"/>
      </w:rPr>
    </w:r>
  </w:p>
  <w:tbl>
    <w:tblPr>
      <w:tblStyle w:val="Table11"/>
      <w:tblW w:w="9375.0" w:type="dxa"/>
      <w:jc w:val="center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4680"/>
      <w:gridCol w:w="4695"/>
      <w:tblGridChange w:id="0">
        <w:tblGrid>
          <w:gridCol w:w="4680"/>
          <w:gridCol w:w="4695"/>
        </w:tblGrid>
      </w:tblGridChange>
    </w:tblGrid>
    <w:tr>
      <w:trPr>
        <w:cantSplit w:val="0"/>
        <w:tblHeader w:val="0"/>
      </w:trPr>
      <w:tc>
        <w:tcPr>
          <w:tcBorders>
            <w:top w:color="ffffff" w:space="0" w:sz="8" w:val="single"/>
            <w:left w:color="ffffff" w:space="0" w:sz="8" w:val="single"/>
            <w:bottom w:color="ffffff" w:space="0" w:sz="8" w:val="single"/>
            <w:right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FF">
          <w:pPr>
            <w:rPr>
              <w:rFonts w:ascii="Times New Roman" w:cs="Times New Roman" w:eastAsia="Times New Roman" w:hAnsi="Times New Roman"/>
              <w:i w:val="1"/>
              <w:sz w:val="24"/>
              <w:szCs w:val="24"/>
              <w:highlight w:val="whit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1"/>
              <w:sz w:val="24"/>
              <w:szCs w:val="24"/>
              <w:highlight w:val="white"/>
              <w:rtl w:val="0"/>
            </w:rPr>
            <w:t xml:space="preserve">Kapitel 6.4 - 6.8</w:t>
          </w:r>
        </w:p>
        <w:p w:rsidR="00000000" w:rsidDel="00000000" w:rsidP="00000000" w:rsidRDefault="00000000" w:rsidRPr="00000000" w14:paraId="00000100">
          <w:pPr>
            <w:rPr>
              <w:rFonts w:ascii="Times New Roman" w:cs="Times New Roman" w:eastAsia="Times New Roman" w:hAnsi="Times New Roman"/>
              <w:i w:val="1"/>
              <w:sz w:val="24"/>
              <w:szCs w:val="24"/>
              <w:highlight w:val="whit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1"/>
              <w:sz w:val="24"/>
              <w:szCs w:val="24"/>
              <w:highlight w:val="white"/>
              <w:rtl w:val="0"/>
            </w:rPr>
            <w:t xml:space="preserve">Ad-hoc - mobiltelefoni + satelliter + GPS</w:t>
          </w:r>
        </w:p>
      </w:tc>
      <w:tc>
        <w:tcPr>
          <w:tcBorders>
            <w:top w:color="ffffff" w:space="0" w:sz="8" w:val="single"/>
            <w:left w:color="ffffff" w:space="0" w:sz="8" w:val="single"/>
            <w:bottom w:color="ffffff" w:space="0" w:sz="8" w:val="single"/>
            <w:right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101">
          <w:pPr>
            <w:widowControl w:val="0"/>
            <w:spacing w:line="240" w:lineRule="auto"/>
            <w:jc w:val="right"/>
            <w:rPr>
              <w:rFonts w:ascii="Times New Roman" w:cs="Times New Roman" w:eastAsia="Times New Roman" w:hAnsi="Times New Roman"/>
              <w:i w:val="1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1"/>
              <w:rtl w:val="0"/>
            </w:rPr>
            <w:t xml:space="preserve">EITG01</w:t>
          </w:r>
        </w:p>
        <w:p w:rsidR="00000000" w:rsidDel="00000000" w:rsidP="00000000" w:rsidRDefault="00000000" w:rsidRPr="00000000" w14:paraId="00000102">
          <w:pPr>
            <w:widowControl w:val="0"/>
            <w:spacing w:line="240" w:lineRule="auto"/>
            <w:jc w:val="right"/>
            <w:rPr>
              <w:rFonts w:ascii="Times New Roman" w:cs="Times New Roman" w:eastAsia="Times New Roman" w:hAnsi="Times New Roman"/>
              <w:i w:val="1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1"/>
              <w:rtl w:val="0"/>
            </w:rPr>
            <w:t xml:space="preserve">Torsdag 8 september</w:t>
          </w:r>
        </w:p>
      </w:tc>
    </w:tr>
  </w:tbl>
  <w:p w:rsidR="00000000" w:rsidDel="00000000" w:rsidP="00000000" w:rsidRDefault="00000000" w:rsidRPr="00000000" w14:paraId="0000010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rFonts w:ascii="Times New Roman" w:cs="Times New Roman" w:eastAsia="Times New Roman" w:hAnsi="Times New Roman"/>
      <w:b w:val="1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3.png"/><Relationship Id="rId22" Type="http://schemas.openxmlformats.org/officeDocument/2006/relationships/header" Target="header1.xml"/><Relationship Id="rId10" Type="http://schemas.openxmlformats.org/officeDocument/2006/relationships/image" Target="media/image9.png"/><Relationship Id="rId21" Type="http://schemas.openxmlformats.org/officeDocument/2006/relationships/image" Target="media/image1.png"/><Relationship Id="rId13" Type="http://schemas.openxmlformats.org/officeDocument/2006/relationships/image" Target="media/image15.png"/><Relationship Id="rId24" Type="http://schemas.openxmlformats.org/officeDocument/2006/relationships/footer" Target="footer1.xml"/><Relationship Id="rId12" Type="http://schemas.openxmlformats.org/officeDocument/2006/relationships/image" Target="media/image2.png"/><Relationship Id="rId23" Type="http://schemas.openxmlformats.org/officeDocument/2006/relationships/header" Target="header2.xm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0.png"/><Relationship Id="rId15" Type="http://schemas.openxmlformats.org/officeDocument/2006/relationships/image" Target="media/image11.png"/><Relationship Id="rId14" Type="http://schemas.openxmlformats.org/officeDocument/2006/relationships/image" Target="media/image14.png"/><Relationship Id="rId17" Type="http://schemas.openxmlformats.org/officeDocument/2006/relationships/image" Target="media/image5.png"/><Relationship Id="rId16" Type="http://schemas.openxmlformats.org/officeDocument/2006/relationships/image" Target="media/image6.png"/><Relationship Id="rId5" Type="http://schemas.openxmlformats.org/officeDocument/2006/relationships/numbering" Target="numbering.xml"/><Relationship Id="rId19" Type="http://schemas.openxmlformats.org/officeDocument/2006/relationships/image" Target="media/image4.png"/><Relationship Id="rId6" Type="http://schemas.openxmlformats.org/officeDocument/2006/relationships/styles" Target="styles.xml"/><Relationship Id="rId18" Type="http://schemas.openxmlformats.org/officeDocument/2006/relationships/image" Target="media/image7.png"/><Relationship Id="rId7" Type="http://schemas.openxmlformats.org/officeDocument/2006/relationships/image" Target="media/image12.png"/><Relationship Id="rId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