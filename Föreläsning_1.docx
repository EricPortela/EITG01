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Dator- &amp; telekommunikation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 1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Kursens struktur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7815"/>
        <w:tblGridChange w:id="0">
          <w:tblGrid>
            <w:gridCol w:w="1545"/>
            <w:gridCol w:w="7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 Radionät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Radiovågor, modulering och kodning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Trådlösa LAN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AdHoc-nät (Bluetooth, Zigbee)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Mobiltelefoni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Satelliter, GPS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 Fasta nät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numPr>
                <w:ilvl w:val="0"/>
                <w:numId w:val="6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IPv6</w:t>
            </w:r>
          </w:p>
          <w:p w:rsidR="00000000" w:rsidDel="00000000" w:rsidP="00000000" w:rsidRDefault="00000000" w:rsidRPr="00000000" w14:paraId="0000000E">
            <w:pPr>
              <w:numPr>
                <w:ilvl w:val="0"/>
                <w:numId w:val="6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Virtuella kretskopplade nät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6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routing/vägval</w:t>
            </w:r>
          </w:p>
          <w:p w:rsidR="00000000" w:rsidDel="00000000" w:rsidP="00000000" w:rsidRDefault="00000000" w:rsidRPr="00000000" w14:paraId="00000010">
            <w:pPr>
              <w:numPr>
                <w:ilvl w:val="0"/>
                <w:numId w:val="6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Hur man kopplar upp sig som privat användare mot internet</w:t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6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PPP - Point-to-point protokoll (Internet access)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 Kapacitet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Minnneskapacitet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Storlek på buffrar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Hur vet man om nät snabbt nog?</w:t>
            </w:r>
          </w:p>
          <w:p w:rsidR="00000000" w:rsidDel="00000000" w:rsidP="00000000" w:rsidRDefault="00000000" w:rsidRPr="00000000" w14:paraId="00000016">
            <w:pPr>
              <w:numPr>
                <w:ilvl w:val="1"/>
                <w:numId w:val="9"/>
              </w:numPr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Vart är flaskhalsen?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Köteori - Teori för att beräkna längden på köerna (tid)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9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Simulering när vi kollar på längre tid (2 första labbar)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4. Tjänster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Skillnad mellan live strömning och inspelning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Operativsystem 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utveckling av appar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(Routing)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numPr>
                <w:ilvl w:val="0"/>
                <w:numId w:val="1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Hur hittar paketet rätt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Måste den ta en specifik väg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Varför väljs den vägen</w:t>
            </w:r>
          </w:p>
          <w:p w:rsidR="00000000" w:rsidDel="00000000" w:rsidP="00000000" w:rsidRDefault="00000000" w:rsidRPr="00000000" w14:paraId="00000021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Vad händer om annan väg väljs</w:t>
            </w:r>
          </w:p>
          <w:p w:rsidR="00000000" w:rsidDel="00000000" w:rsidP="00000000" w:rsidRDefault="00000000" w:rsidRPr="00000000" w14:paraId="00000022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Algoritm för att skapa routingtabell och hur uppdateras dessa?</w:t>
            </w:r>
          </w:p>
        </w:tc>
      </w:tr>
    </w:tbl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Föreläsningsanteckningar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Radionät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Allt vi skickar (signaler) är elektromagnetisk strålning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Kategoriseras efter våglängd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Ljus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Newton - Partiklar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Young - vågrörelse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Maxwell gav upphov till trådlösa nät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Kapacitet stort problem i våra radio när all kommunikation ej får plats på ledningen/länken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Lösning kallas för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multiplexering </w:t>
      </w:r>
      <w:r w:rsidDel="00000000" w:rsidR="00000000" w:rsidRPr="00000000">
        <w:rPr>
          <w:rFonts w:ascii="Cardo" w:cs="Cardo" w:eastAsia="Cardo" w:hAnsi="Cardo"/>
          <w:rtl w:val="0"/>
        </w:rPr>
        <w:t xml:space="preserve">⇒ Flera signaler sänds samtidigt över samma länk</w:t>
      </w:r>
    </w:p>
    <w:p w:rsidR="00000000" w:rsidDel="00000000" w:rsidP="00000000" w:rsidRDefault="00000000" w:rsidRPr="00000000" w14:paraId="00000030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ledningar in, 4 ledningar ut</w:t>
      </w:r>
    </w:p>
    <w:p w:rsidR="00000000" w:rsidDel="00000000" w:rsidP="00000000" w:rsidRDefault="00000000" w:rsidRPr="00000000" w14:paraId="00000031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Multiplexator </w:t>
      </w:r>
    </w:p>
    <w:p w:rsidR="00000000" w:rsidDel="00000000" w:rsidP="00000000" w:rsidRDefault="00000000" w:rsidRPr="00000000" w14:paraId="00000032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Demultiplexator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multiplexeringstekniker</w:t>
      </w:r>
    </w:p>
    <w:p w:rsidR="00000000" w:rsidDel="00000000" w:rsidP="00000000" w:rsidRDefault="00000000" w:rsidRPr="00000000" w14:paraId="00000034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(1)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(frekvens)</w:t>
      </w:r>
    </w:p>
    <w:p w:rsidR="00000000" w:rsidDel="00000000" w:rsidP="00000000" w:rsidRDefault="00000000" w:rsidRPr="00000000" w14:paraId="00000035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(2)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(våg)</w:t>
      </w:r>
    </w:p>
    <w:p w:rsidR="00000000" w:rsidDel="00000000" w:rsidP="00000000" w:rsidRDefault="00000000" w:rsidRPr="00000000" w14:paraId="00000036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(3)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(tid)</w:t>
      </w:r>
    </w:p>
    <w:p w:rsidR="00000000" w:rsidDel="00000000" w:rsidP="00000000" w:rsidRDefault="00000000" w:rsidRPr="00000000" w14:paraId="00000037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(4)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CDM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(kod)</w:t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FDM (Frequency Division Multiplexing)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Bra för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strömmande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medier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radio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Kanalen innehåller band med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olika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frekvenser (frekvensband)</w:t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Kanalen delas upp i olika frekvenser</w:t>
      </w:r>
    </w:p>
    <w:p w:rsidR="00000000" w:rsidDel="00000000" w:rsidP="00000000" w:rsidRDefault="00000000" w:rsidRPr="00000000" w14:paraId="0000003D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kanal är </w:t>
      </w:r>
      <w:commentRangeStart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 kHz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(bandbredd)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Liknas vid en radiokanal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Alla “radiostationer” får en liten del av kapaciteten (bandet)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(IN) Modulering och summation (Multiplexering)</w:t>
      </w:r>
    </w:p>
    <w:p w:rsidR="00000000" w:rsidDel="00000000" w:rsidP="00000000" w:rsidRDefault="00000000" w:rsidRPr="00000000" w14:paraId="00000041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ledning in har en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modulator</w:t>
      </w:r>
    </w:p>
    <w:p w:rsidR="00000000" w:rsidDel="00000000" w:rsidP="00000000" w:rsidRDefault="00000000" w:rsidRPr="00000000" w14:paraId="00000042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Modulatorerna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får olika frekvenser</w:t>
      </w:r>
    </w:p>
    <w:p w:rsidR="00000000" w:rsidDel="00000000" w:rsidP="00000000" w:rsidRDefault="00000000" w:rsidRPr="00000000" w14:paraId="00000043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Infrekvensen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överlagras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(tänk att topparna på “modulator-frekvensen” ändras utefter infrekvensen) på modulatorn och sedan skickar den över signalen över nätet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(UT) Filtrering och demodulering (Demultiplexering)</w:t>
      </w:r>
    </w:p>
    <w:p w:rsidR="00000000" w:rsidDel="00000000" w:rsidP="00000000" w:rsidRDefault="00000000" w:rsidRPr="00000000" w14:paraId="00000045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Omvänt från insignal</w:t>
      </w:r>
    </w:p>
    <w:p w:rsidR="00000000" w:rsidDel="00000000" w:rsidP="00000000" w:rsidRDefault="00000000" w:rsidRPr="00000000" w14:paraId="00000046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Signalerna filtreras och man erhåller de ursprungliga signalerna </w:t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748338" cy="4394162"/>
                <wp:effectExtent b="25400" l="25400" r="25400" t="254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675" y="67950"/>
                          <a:ext cx="5748338" cy="4394162"/>
                          <a:chOff x="264675" y="67950"/>
                          <a:chExt cx="7228650" cy="5526500"/>
                        </a:xfrm>
                      </wpg:grpSpPr>
                      <pic:pic>
                        <pic:nvPicPr>
                          <pic:cNvPr descr="Screenshot 2022-09-02 at 11.45.29.png" id="16" name="Shape 16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675" y="67954"/>
                            <a:ext cx="4487576" cy="143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2 at 11.45.52.png" id="17" name="Shape 1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675" y="3700600"/>
                            <a:ext cx="3468150" cy="189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2 at 11.45.58.png" id="18" name="Shape 18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97475" y="2302025"/>
                            <a:ext cx="2895848" cy="1941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9" name="Shape 19"/>
                        <wps:spPr>
                          <a:xfrm>
                            <a:off x="4597475" y="1784100"/>
                            <a:ext cx="24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“</w:t>
                              </w: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Överlagring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”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4822950" y="586488"/>
                            <a:ext cx="400200" cy="400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" name="Shape 21"/>
                        <wps:spPr>
                          <a:xfrm>
                            <a:off x="3810000" y="2402800"/>
                            <a:ext cx="400200" cy="400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3810000" y="4447400"/>
                            <a:ext cx="400200" cy="400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5845300" y="4317788"/>
                            <a:ext cx="400200" cy="400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24" name="Shape 24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413" y="1607467"/>
                            <a:ext cx="3425217" cy="1890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25" name="Shape 25"/>
                        <wps:spPr>
                          <a:xfrm>
                            <a:off x="1911525" y="2352650"/>
                            <a:ext cx="14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6" name="Shape 26"/>
                        <wps:spPr>
                          <a:xfrm>
                            <a:off x="960650" y="1891925"/>
                            <a:ext cx="1558800" cy="647100"/>
                          </a:xfrm>
                          <a:prstGeom prst="ellipse">
                            <a:avLst/>
                          </a:prstGeom>
                          <a:noFill/>
                          <a:ln cap="flat" cmpd="sng" w="381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740050" y="1891925"/>
                            <a:ext cx="2857500" cy="9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48338" cy="4394162"/>
                <wp:effectExtent b="25400" l="25400" r="25400" t="2540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8338" cy="4394162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Mellan kanalerna måste det finnas ett skyddsband = “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Guard band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 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Detta är för att frekvenserna inte ska överlappa och störas</w:t>
      </w:r>
    </w:p>
    <w:p w:rsidR="00000000" w:rsidDel="00000000" w:rsidP="00000000" w:rsidRDefault="00000000" w:rsidRPr="00000000" w14:paraId="0000004B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Dvs vi förskjuter signalerna en bit från varandra</w:t>
      </w:r>
    </w:p>
    <w:p w:rsidR="00000000" w:rsidDel="00000000" w:rsidP="00000000" w:rsidRDefault="00000000" w:rsidRPr="00000000" w14:paraId="0000004C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Hade inte behövts om signalen hade varit ideal, dvs en fyrkantspuls</w:t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077494" cy="4052888"/>
                <wp:effectExtent b="25400" l="25400" r="25400" t="254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97950" y="100625"/>
                          <a:ext cx="5077494" cy="4052888"/>
                          <a:chOff x="597950" y="100625"/>
                          <a:chExt cx="6524275" cy="5201325"/>
                        </a:xfrm>
                      </wpg:grpSpPr>
                      <pic:pic>
                        <pic:nvPicPr>
                          <pic:cNvPr descr="NoGuardBand.png" id="28" name="Shape 28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952" y="500824"/>
                            <a:ext cx="2638976" cy="205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WithGuardBand.png" id="29" name="Shape 29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950" y="3249600"/>
                            <a:ext cx="2638976" cy="205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2 at 11.55.33.png" id="30" name="Shape 30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73375" y="3610524"/>
                            <a:ext cx="2848848" cy="13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1" name="Shape 31"/>
                        <wps:spPr>
                          <a:xfrm>
                            <a:off x="3362300" y="1267200"/>
                            <a:ext cx="519600" cy="5196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2" name="Shape 32"/>
                        <wps:spPr>
                          <a:xfrm>
                            <a:off x="3495350" y="4015963"/>
                            <a:ext cx="519600" cy="5196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597950" y="100625"/>
                            <a:ext cx="4048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Utan Guard band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4" name="Shape 34"/>
                        <wps:spPr>
                          <a:xfrm>
                            <a:off x="597950" y="2849400"/>
                            <a:ext cx="4048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Med</w:t>
                              </w: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Guard band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77494" cy="4052888"/>
                <wp:effectExtent b="25400" l="25400" r="25400" t="2540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7494" cy="4052888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Analog hierarki</w:t>
      </w:r>
    </w:p>
    <w:p w:rsidR="00000000" w:rsidDel="00000000" w:rsidP="00000000" w:rsidRDefault="00000000" w:rsidRPr="00000000" w14:paraId="00000050">
      <w:pPr>
        <w:numPr>
          <w:ilvl w:val="2"/>
          <w:numId w:val="13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Group → Super group → Master group → Jumbo group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WDM (Wavelength Division Multiplexing)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Fungerar som FDM i princip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Men istället för frekvenser baseras den på ljus som skickas i optiska fibrer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fiber består av ca fem stycken kanaler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Prismor används för att samla ihop signalerna från ledningarna 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7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(IN) Multiplexer: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Ljussignalerna fokuseras i en enda punkt som samlar ihop dessa</w:t>
      </w:r>
    </w:p>
    <w:p w:rsidR="00000000" w:rsidDel="00000000" w:rsidP="00000000" w:rsidRDefault="00000000" w:rsidRPr="00000000" w14:paraId="00000059">
      <w:pPr>
        <w:numPr>
          <w:ilvl w:val="1"/>
          <w:numId w:val="7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(UT) Demultiplexer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I utvägen delar prisman upp den enda ljuskällan till de ursprungliga insignalerna</w:t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19450" cy="1530284"/>
            <wp:effectExtent b="25400" l="25400" r="25400" t="254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3028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TDM (Time Division Multiplexing)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Passar bra för att skicka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Kombinerar flera digitala signaler så att de skickas i snabb takt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endpoint får skicka data på full kapacitet över länken eftersom varje endpoint ges en specifik “lucka/slot/tid” att skicka/överföra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bit som skickas över kanalen (dvs den sammanlagda biten av den uppdelade indatan) kallas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 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</w:p>
    <w:p w:rsidR="00000000" w:rsidDel="00000000" w:rsidP="00000000" w:rsidRDefault="00000000" w:rsidRPr="00000000" w14:paraId="00000061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647190" cy="3664780"/>
                <wp:effectExtent b="25400" l="25400" r="25400" t="254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305175"/>
                          <a:ext cx="5647190" cy="3664780"/>
                          <a:chOff x="152400" y="305175"/>
                          <a:chExt cx="7111450" cy="4635800"/>
                        </a:xfrm>
                      </wpg:grpSpPr>
                      <pic:pic>
                        <pic:nvPicPr>
                          <pic:cNvPr descr="Screenshot 2022-09-05 at 15.11.27.png" id="10" name="Shape 1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305202"/>
                            <a:ext cx="3657598" cy="1797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5 at 14.57.35.png" id="11" name="Shape 11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9865" y="2661450"/>
                            <a:ext cx="3680272" cy="179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5 at 14.57.26.png" id="12" name="Shape 12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1846" y="305200"/>
                            <a:ext cx="3371980" cy="179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3" name="Shape 13"/>
                        <wps:spPr>
                          <a:xfrm>
                            <a:off x="1775400" y="2102675"/>
                            <a:ext cx="411600" cy="4116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5372038" y="2102675"/>
                            <a:ext cx="411600" cy="4116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604200" y="4515075"/>
                            <a:ext cx="411600" cy="4116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47190" cy="3664780"/>
                <wp:effectExtent b="25400" l="25400" r="25400" t="2540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7190" cy="3664780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OSI7-modell</w:t>
      </w:r>
    </w:p>
    <w:p w:rsidR="00000000" w:rsidDel="00000000" w:rsidP="00000000" w:rsidRDefault="00000000" w:rsidRPr="00000000" w14:paraId="00000065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 Bit</w:t>
      </w:r>
    </w:p>
    <w:p w:rsidR="00000000" w:rsidDel="00000000" w:rsidP="00000000" w:rsidRDefault="00000000" w:rsidRPr="00000000" w14:paraId="00000066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 Ram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 Paket</w:t>
      </w:r>
    </w:p>
    <w:p w:rsidR="00000000" w:rsidDel="00000000" w:rsidP="00000000" w:rsidRDefault="00000000" w:rsidRPr="00000000" w14:paraId="00000068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 Segment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n/a</w:t>
      </w:r>
    </w:p>
    <w:p w:rsidR="00000000" w:rsidDel="00000000" w:rsidP="00000000" w:rsidRDefault="00000000" w:rsidRPr="00000000" w14:paraId="0000006A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n/a</w:t>
      </w:r>
    </w:p>
    <w:p w:rsidR="00000000" w:rsidDel="00000000" w:rsidP="00000000" w:rsidRDefault="00000000" w:rsidRPr="00000000" w14:paraId="0000006B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n/a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Synkronisering med rambitar - 101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Ram 1 - 1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Ram 2 - 0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Ram 3 - </w:t>
      </w:r>
      <w:ins w:author="Eric Portela" w:id="0" w:date="2022-09-05T12:55:59Z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1</w:t>
        </w:r>
      </w:ins>
      <w:del w:author="Eric Portela" w:id="0" w:date="2022-09-05T12:55:59Z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delText xml:space="preserve">0</w:delText>
        </w:r>
      </w:del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1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Osv.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Flernivå-multiplexering och flerfacks-multiplexering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</w:p>
    <w:p w:rsidR="00000000" w:rsidDel="00000000" w:rsidP="00000000" w:rsidRDefault="00000000" w:rsidRPr="00000000" w14:paraId="00000075">
      <w:pPr>
        <w:ind w:left="720" w:firstLine="0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943600" cy="1917700"/>
                <wp:effectExtent b="25400" l="25400" r="25400" t="254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7875" y="1136875"/>
                          <a:ext cx="5943600" cy="1917700"/>
                          <a:chOff x="107875" y="1136875"/>
                          <a:chExt cx="7227850" cy="2329650"/>
                        </a:xfrm>
                      </wpg:grpSpPr>
                      <pic:pic>
                        <pic:nvPicPr>
                          <pic:cNvPr descr="Screenshot 2022-09-05 at 16.01.55.png" id="2" name="Shape 2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136876"/>
                            <a:ext cx="3525701" cy="185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5 at 16.00.20.png" id="3" name="Shape 3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875" y="1136877"/>
                            <a:ext cx="3525700" cy="185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" name="Shape 4"/>
                        <wps:spPr>
                          <a:xfrm>
                            <a:off x="1659975" y="3030738"/>
                            <a:ext cx="421500" cy="4215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5362100" y="3030738"/>
                            <a:ext cx="421500" cy="4215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917700"/>
                <wp:effectExtent b="25400" l="25400" r="25400" t="2540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917700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Utfyllnad om det skulle vara att en kanal inte når upp till sin överföringshastighet 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71975" cy="2455372"/>
            <wp:effectExtent b="25400" l="25400" r="25400" t="254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5537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Räknetips: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PROBLEM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Multiplixeringsström mha TDM har vi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x st strömmar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med vardera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y bytes/s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som multiplexeras på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byte-nivå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till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 ström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 synkroniseringsbit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Ram-storlek (bitar)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x*8[bytes] + 1[synkbit] = 8x + 1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Tid för varje byte inström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1/y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Ramtakt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1/(1/y)</w:t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Utgående ström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y*ram-storlek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CDM (Code Division Multiple Access)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sändare har en vektor som är ortogonal mot alla andra sändares vektorer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Här kommer Welsh-matrisen in i bilden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Raderna i en Welsh-matris är ortogonala mot varandra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86697" cy="3186989"/>
            <wp:effectExtent b="25400" l="25400" r="25400" t="254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697" cy="31869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indata multipliceras med sin respektive vektor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Dessa adderas sedan ihop och skickas tillsammans genom bandet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Därefter avkodas den 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(se bild)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4672675" cy="5967413"/>
                <wp:effectExtent b="25400" l="25400" r="25400" t="254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35325" y="162050"/>
                          <a:ext cx="4672675" cy="5967413"/>
                          <a:chOff x="1435325" y="162050"/>
                          <a:chExt cx="4352850" cy="5552950"/>
                        </a:xfrm>
                      </wpg:grpSpPr>
                      <pic:pic>
                        <pic:nvPicPr>
                          <pic:cNvPr descr="Screenshot 2022-09-05 at 16.12.22.png" id="6" name="Shape 6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1848" y="2857497"/>
                            <a:ext cx="3956295" cy="2914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5 at 16.12.15.png" id="7" name="Shape 7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1849" y="162075"/>
                            <a:ext cx="3956302" cy="275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" name="Shape 8"/>
                        <wps:spPr>
                          <a:xfrm>
                            <a:off x="1449638" y="1350488"/>
                            <a:ext cx="382200" cy="382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1449650" y="4123725"/>
                            <a:ext cx="382200" cy="382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72675" cy="5967413"/>
                <wp:effectExtent b="25400" l="25400" r="25400" t="2540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2675" cy="5967413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Bit-kodat</w:t>
      </w:r>
    </w:p>
    <w:p w:rsidR="00000000" w:rsidDel="00000000" w:rsidP="00000000" w:rsidRDefault="00000000" w:rsidRPr="00000000" w14:paraId="00000090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0-bit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kodas som -1</w:t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1-bit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kodas som +1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Ingen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bit kodas som 0</w:t>
      </w:r>
    </w:p>
    <w:p w:rsidR="00000000" w:rsidDel="00000000" w:rsidP="00000000" w:rsidRDefault="00000000" w:rsidRPr="00000000" w14:paraId="0000009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29" w:type="default"/>
      <w:headerReference r:id="rId30" w:type="first"/>
      <w:footerReference r:id="rId31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ric Portela" w:id="0" w:date="2022-10-14T13:56:18Z"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Kan troligtvis variera, dock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2"/>
      <w:tblW w:w="9360.0" w:type="dxa"/>
      <w:jc w:val="center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80"/>
      <w:tblGridChange w:id="0">
        <w:tblGrid>
          <w:gridCol w:w="4680"/>
          <w:gridCol w:w="4680"/>
        </w:tblGrid>
      </w:tblGridChange>
    </w:tblGrid>
    <w:tr>
      <w:trPr>
        <w:cantSplit w:val="0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96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Kapitel 1.3.2, 6.2.1</w:t>
          </w:r>
        </w:p>
        <w:p w:rsidR="00000000" w:rsidDel="00000000" w:rsidP="00000000" w:rsidRDefault="00000000" w:rsidRPr="00000000" w14:paraId="00000097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Intro + Multiplexering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98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EITG01</w:t>
          </w:r>
        </w:p>
        <w:p w:rsidR="00000000" w:rsidDel="00000000" w:rsidP="00000000" w:rsidRDefault="00000000" w:rsidRPr="00000000" w14:paraId="00000099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Torsdag 1 september</w:t>
          </w:r>
        </w:p>
      </w:tc>
    </w:tr>
  </w:tbl>
  <w:p w:rsidR="00000000" w:rsidDel="00000000" w:rsidP="00000000" w:rsidRDefault="00000000" w:rsidRPr="00000000" w14:paraId="0000009A">
    <w:pPr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0.png"/><Relationship Id="rId21" Type="http://schemas.openxmlformats.org/officeDocument/2006/relationships/image" Target="media/image18.png"/><Relationship Id="rId24" Type="http://schemas.openxmlformats.org/officeDocument/2006/relationships/image" Target="media/image1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png"/><Relationship Id="rId26" Type="http://schemas.openxmlformats.org/officeDocument/2006/relationships/image" Target="media/image22.png"/><Relationship Id="rId25" Type="http://schemas.openxmlformats.org/officeDocument/2006/relationships/image" Target="media/image3.png"/><Relationship Id="rId28" Type="http://schemas.openxmlformats.org/officeDocument/2006/relationships/image" Target="media/image5.png"/><Relationship Id="rId27" Type="http://schemas.openxmlformats.org/officeDocument/2006/relationships/image" Target="media/image17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eader" Target="header1.xml"/><Relationship Id="rId7" Type="http://schemas.openxmlformats.org/officeDocument/2006/relationships/image" Target="media/image11.png"/><Relationship Id="rId8" Type="http://schemas.openxmlformats.org/officeDocument/2006/relationships/image" Target="media/image15.png"/><Relationship Id="rId31" Type="http://schemas.openxmlformats.org/officeDocument/2006/relationships/footer" Target="footer1.xml"/><Relationship Id="rId30" Type="http://schemas.openxmlformats.org/officeDocument/2006/relationships/header" Target="header2.xml"/><Relationship Id="rId11" Type="http://schemas.openxmlformats.org/officeDocument/2006/relationships/image" Target="media/image7.png"/><Relationship Id="rId10" Type="http://schemas.openxmlformats.org/officeDocument/2006/relationships/image" Target="media/image16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21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19" Type="http://schemas.openxmlformats.org/officeDocument/2006/relationships/image" Target="media/image19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